
<file path=[Content_Types].xml><?xml version="1.0" encoding="utf-8"?>
<Types xmlns="http://schemas.openxmlformats.org/package/2006/content-types">
  <Default Extension="bin" ContentType="application/vnd.ms-office.activeX"/>
  <Default Extension="wmf" ContentType="image/x-w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activeX/activeX1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03556" w:rsidRPr="00D03556" w:rsidRDefault="00D03556">
      <w:pPr>
        <w:rPr>
          <w:b/>
          <w:sz w:val="44"/>
        </w:rPr>
      </w:pPr>
      <w:r w:rsidRPr="00D03556">
        <w:rPr>
          <w:b/>
          <w:sz w:val="44"/>
        </w:rPr>
        <w:t>Lab 1</w:t>
      </w:r>
    </w:p>
    <w:p w:rsidR="00872287" w:rsidRPr="00D03556" w:rsidRDefault="00D03556">
      <w:pPr>
        <w:rPr>
          <w:b/>
          <w:sz w:val="28"/>
        </w:rPr>
      </w:pPr>
      <w:r w:rsidRPr="00D03556">
        <w:rPr>
          <w:b/>
          <w:sz w:val="28"/>
        </w:rPr>
        <w:t xml:space="preserve">T00530890, Josh Lindsay, </w:t>
      </w:r>
      <w:hyperlink r:id="rId5" w:history="1">
        <w:r w:rsidRPr="00D03556">
          <w:rPr>
            <w:rStyle w:val="Hyperlink"/>
            <w:b/>
            <w:sz w:val="28"/>
          </w:rPr>
          <w:t>me@jdlinday.com</w:t>
        </w:r>
      </w:hyperlink>
    </w:p>
    <w:p w:rsidR="00D03556" w:rsidRDefault="00D03556">
      <w:pPr>
        <w:rPr>
          <w:b/>
          <w:sz w:val="48"/>
        </w:rPr>
      </w:pPr>
      <w:r>
        <w:rPr>
          <w:b/>
          <w:sz w:val="48"/>
        </w:rPr>
        <w:br w:type="page"/>
      </w:r>
    </w:p>
    <w:p w:rsidR="00D03556" w:rsidRDefault="00D03556">
      <w:pPr>
        <w:rPr>
          <w:b/>
          <w:sz w:val="48"/>
        </w:rPr>
      </w:pPr>
      <w:r>
        <w:rPr>
          <w:b/>
          <w:sz w:val="48"/>
        </w:rPr>
        <w:lastRenderedPageBreak/>
        <w:t>HTML Tags</w:t>
      </w:r>
    </w:p>
    <w:p w:rsidR="00D03556" w:rsidRPr="00D03556" w:rsidRDefault="00D03556" w:rsidP="00D03556">
      <w:pPr>
        <w:rPr>
          <w:sz w:val="24"/>
          <w:szCs w:val="24"/>
        </w:rPr>
      </w:pPr>
      <w:proofErr w:type="gramStart"/>
      <w:r w:rsidRPr="00D03556">
        <w:rPr>
          <w:sz w:val="24"/>
          <w:szCs w:val="24"/>
        </w:rPr>
        <w:t>&lt;!DOCTYPE</w:t>
      </w:r>
      <w:proofErr w:type="gramEnd"/>
      <w:r w:rsidRPr="00D03556">
        <w:rPr>
          <w:sz w:val="24"/>
          <w:szCs w:val="24"/>
        </w:rPr>
        <w:t xml:space="preserve"> html&gt;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>&lt;</w:t>
      </w:r>
      <w:proofErr w:type="gramStart"/>
      <w:r w:rsidRPr="00D03556">
        <w:rPr>
          <w:sz w:val="24"/>
          <w:szCs w:val="24"/>
        </w:rPr>
        <w:t>html</w:t>
      </w:r>
      <w:proofErr w:type="gramEnd"/>
      <w:r w:rsidRPr="00D03556">
        <w:rPr>
          <w:sz w:val="24"/>
          <w:szCs w:val="24"/>
        </w:rPr>
        <w:t xml:space="preserve">&gt;    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>&lt;</w:t>
      </w:r>
      <w:proofErr w:type="gramStart"/>
      <w:r w:rsidRPr="00D03556">
        <w:rPr>
          <w:sz w:val="24"/>
          <w:szCs w:val="24"/>
        </w:rPr>
        <w:t>head</w:t>
      </w:r>
      <w:proofErr w:type="gramEnd"/>
      <w:r w:rsidRPr="00D03556">
        <w:rPr>
          <w:sz w:val="24"/>
          <w:szCs w:val="24"/>
        </w:rPr>
        <w:t>&gt;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  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>&lt;</w:t>
      </w:r>
      <w:proofErr w:type="gramStart"/>
      <w:r w:rsidRPr="00D03556">
        <w:rPr>
          <w:sz w:val="24"/>
          <w:szCs w:val="24"/>
        </w:rPr>
        <w:t>title&gt;</w:t>
      </w:r>
      <w:proofErr w:type="gramEnd"/>
      <w:r w:rsidRPr="00D03556">
        <w:rPr>
          <w:sz w:val="24"/>
          <w:szCs w:val="24"/>
        </w:rPr>
        <w:t>Simple HTML Tags&lt;/title&gt;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  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  &lt;</w:t>
      </w:r>
      <w:proofErr w:type="gramStart"/>
      <w:r w:rsidRPr="00D03556">
        <w:rPr>
          <w:sz w:val="24"/>
          <w:szCs w:val="24"/>
        </w:rPr>
        <w:t>style</w:t>
      </w:r>
      <w:proofErr w:type="gramEnd"/>
      <w:r w:rsidRPr="00D03556">
        <w:rPr>
          <w:sz w:val="24"/>
          <w:szCs w:val="24"/>
        </w:rPr>
        <w:t>&gt;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  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  h1 {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</w:t>
      </w:r>
      <w:proofErr w:type="gramStart"/>
      <w:r w:rsidRPr="00D03556">
        <w:rPr>
          <w:sz w:val="24"/>
          <w:szCs w:val="24"/>
        </w:rPr>
        <w:t>margin</w:t>
      </w:r>
      <w:proofErr w:type="gramEnd"/>
      <w:r w:rsidRPr="00D03556">
        <w:rPr>
          <w:sz w:val="24"/>
          <w:szCs w:val="24"/>
        </w:rPr>
        <w:t>: 0 0 50px 0;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>}</w:t>
      </w:r>
    </w:p>
    <w:p w:rsidR="00D03556" w:rsidRPr="00D03556" w:rsidRDefault="00D03556" w:rsidP="00D03556">
      <w:pPr>
        <w:rPr>
          <w:sz w:val="24"/>
          <w:szCs w:val="24"/>
        </w:rPr>
      </w:pP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>h2 {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</w:t>
      </w:r>
      <w:proofErr w:type="gramStart"/>
      <w:r w:rsidRPr="00D03556">
        <w:rPr>
          <w:sz w:val="24"/>
          <w:szCs w:val="24"/>
        </w:rPr>
        <w:t>margin</w:t>
      </w:r>
      <w:proofErr w:type="gramEnd"/>
      <w:r w:rsidRPr="00D03556">
        <w:rPr>
          <w:sz w:val="24"/>
          <w:szCs w:val="24"/>
        </w:rPr>
        <w:t>: 20px 0 0 0;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>}</w:t>
      </w:r>
    </w:p>
    <w:p w:rsidR="00D03556" w:rsidRPr="00D03556" w:rsidRDefault="00D03556" w:rsidP="00D03556">
      <w:pPr>
        <w:rPr>
          <w:sz w:val="24"/>
          <w:szCs w:val="24"/>
        </w:rPr>
      </w:pP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  &lt;/style&gt;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  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&lt;/head&gt; 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     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  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  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  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>&lt;</w:t>
      </w:r>
      <w:proofErr w:type="gramStart"/>
      <w:r w:rsidRPr="00D03556">
        <w:rPr>
          <w:sz w:val="24"/>
          <w:szCs w:val="24"/>
        </w:rPr>
        <w:t>body</w:t>
      </w:r>
      <w:proofErr w:type="gramEnd"/>
      <w:r w:rsidRPr="00D03556">
        <w:rPr>
          <w:sz w:val="24"/>
          <w:szCs w:val="24"/>
        </w:rPr>
        <w:t>&gt;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  </w:t>
      </w:r>
    </w:p>
    <w:p w:rsidR="00D03556" w:rsidRPr="00D03556" w:rsidRDefault="00D03556" w:rsidP="00D03556">
      <w:pPr>
        <w:rPr>
          <w:sz w:val="24"/>
          <w:szCs w:val="24"/>
        </w:rPr>
      </w:pPr>
      <w:proofErr w:type="gramStart"/>
      <w:r w:rsidRPr="00D03556">
        <w:rPr>
          <w:sz w:val="24"/>
          <w:szCs w:val="24"/>
        </w:rPr>
        <w:lastRenderedPageBreak/>
        <w:t>&lt;!--</w:t>
      </w:r>
      <w:proofErr w:type="gramEnd"/>
      <w:r w:rsidRPr="00D03556">
        <w:rPr>
          <w:sz w:val="24"/>
          <w:szCs w:val="24"/>
        </w:rPr>
        <w:t xml:space="preserve"> Put the code here and the output in a word doc before uploading--&gt;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  &lt;</w:t>
      </w:r>
      <w:proofErr w:type="gramStart"/>
      <w:r w:rsidRPr="00D03556">
        <w:rPr>
          <w:sz w:val="24"/>
          <w:szCs w:val="24"/>
        </w:rPr>
        <w:t>marquee&gt;</w:t>
      </w:r>
      <w:proofErr w:type="gramEnd"/>
      <w:r w:rsidRPr="00D03556">
        <w:rPr>
          <w:sz w:val="24"/>
          <w:szCs w:val="24"/>
        </w:rPr>
        <w:t>Simple HTML Tags&lt;/marquee&gt;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  &lt;h1&gt;Heading 1&lt;/h1&gt;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  &lt;h2&gt;Heading 1&lt;/h2&gt;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  &lt;h3&gt;Heading 1&lt;/h3&gt;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  &lt;h4&gt;Heading 1&lt;/h4&gt;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  &lt;h5&gt;Heading 1&lt;/h5&gt;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  &lt;h6&gt;Heading 1&lt;/h6&gt;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  &lt;p&gt;</w:t>
      </w:r>
      <w:proofErr w:type="spellStart"/>
      <w:r w:rsidRPr="00D03556">
        <w:rPr>
          <w:sz w:val="24"/>
          <w:szCs w:val="24"/>
        </w:rPr>
        <w:t>Parapgraph</w:t>
      </w:r>
      <w:proofErr w:type="spellEnd"/>
      <w:r w:rsidRPr="00D03556">
        <w:rPr>
          <w:sz w:val="24"/>
          <w:szCs w:val="24"/>
        </w:rPr>
        <w:t>&lt;/p&gt;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  &lt;</w:t>
      </w:r>
      <w:proofErr w:type="spellStart"/>
      <w:proofErr w:type="gramStart"/>
      <w:r w:rsidRPr="00D03556">
        <w:rPr>
          <w:sz w:val="24"/>
          <w:szCs w:val="24"/>
        </w:rPr>
        <w:t>hr</w:t>
      </w:r>
      <w:proofErr w:type="spellEnd"/>
      <w:proofErr w:type="gramEnd"/>
      <w:r w:rsidRPr="00D03556">
        <w:rPr>
          <w:sz w:val="24"/>
          <w:szCs w:val="24"/>
        </w:rPr>
        <w:t>&gt;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  &lt;</w:t>
      </w:r>
      <w:proofErr w:type="spellStart"/>
      <w:proofErr w:type="gramStart"/>
      <w:r w:rsidRPr="00D03556">
        <w:rPr>
          <w:sz w:val="24"/>
          <w:szCs w:val="24"/>
        </w:rPr>
        <w:t>br</w:t>
      </w:r>
      <w:proofErr w:type="spellEnd"/>
      <w:proofErr w:type="gramEnd"/>
      <w:r w:rsidRPr="00D03556">
        <w:rPr>
          <w:sz w:val="24"/>
          <w:szCs w:val="24"/>
        </w:rPr>
        <w:t>&gt;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  &lt;</w:t>
      </w:r>
      <w:proofErr w:type="spellStart"/>
      <w:proofErr w:type="gramStart"/>
      <w:r w:rsidRPr="00D03556">
        <w:rPr>
          <w:sz w:val="24"/>
          <w:szCs w:val="24"/>
        </w:rPr>
        <w:t>blockquote</w:t>
      </w:r>
      <w:proofErr w:type="spellEnd"/>
      <w:r w:rsidRPr="00D03556">
        <w:rPr>
          <w:sz w:val="24"/>
          <w:szCs w:val="24"/>
        </w:rPr>
        <w:t>&gt;</w:t>
      </w:r>
      <w:proofErr w:type="gramEnd"/>
      <w:r w:rsidRPr="00D03556">
        <w:rPr>
          <w:sz w:val="24"/>
          <w:szCs w:val="24"/>
        </w:rPr>
        <w:t>Block Quote&lt;/</w:t>
      </w:r>
      <w:proofErr w:type="spellStart"/>
      <w:r w:rsidRPr="00D03556">
        <w:rPr>
          <w:sz w:val="24"/>
          <w:szCs w:val="24"/>
        </w:rPr>
        <w:t>blockquote</w:t>
      </w:r>
      <w:proofErr w:type="spellEnd"/>
      <w:r w:rsidRPr="00D03556">
        <w:rPr>
          <w:sz w:val="24"/>
          <w:szCs w:val="24"/>
        </w:rPr>
        <w:t>&gt;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  &lt;</w:t>
      </w:r>
      <w:proofErr w:type="gramStart"/>
      <w:r w:rsidRPr="00D03556">
        <w:rPr>
          <w:sz w:val="24"/>
          <w:szCs w:val="24"/>
        </w:rPr>
        <w:t>pre&gt;</w:t>
      </w:r>
      <w:proofErr w:type="gramEnd"/>
      <w:r w:rsidRPr="00D03556">
        <w:rPr>
          <w:sz w:val="24"/>
          <w:szCs w:val="24"/>
        </w:rPr>
        <w:t>Preformatted&lt;/pre&gt;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  &lt;p&gt;&lt;b&gt;Bold&lt;/b&gt;&lt;/p&gt;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  &lt;p&gt;&lt;c&gt;</w:t>
      </w:r>
      <w:proofErr w:type="gramStart"/>
      <w:r w:rsidRPr="00D03556">
        <w:rPr>
          <w:sz w:val="24"/>
          <w:szCs w:val="24"/>
        </w:rPr>
        <w:t>Doesn't</w:t>
      </w:r>
      <w:proofErr w:type="gramEnd"/>
      <w:r w:rsidRPr="00D03556">
        <w:rPr>
          <w:sz w:val="24"/>
          <w:szCs w:val="24"/>
        </w:rPr>
        <w:t xml:space="preserve"> do anything&lt;/c&gt;&lt;/p&gt;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  &lt;p&gt;&lt;sub&gt;Subscript&lt;/sub&gt;&lt;/p&gt;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  &lt;p&gt;&lt;sup&gt;Superscript&lt;/sup&gt;&lt;/p&gt;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  &lt;p&gt;&lt;code&gt;Code&lt;/code&gt;&lt;/p&gt;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  &lt;p&gt;&lt;</w:t>
      </w:r>
      <w:proofErr w:type="gramStart"/>
      <w:r w:rsidRPr="00D03556">
        <w:rPr>
          <w:sz w:val="24"/>
          <w:szCs w:val="24"/>
        </w:rPr>
        <w:t>del&gt;</w:t>
      </w:r>
      <w:proofErr w:type="gramEnd"/>
      <w:r w:rsidRPr="00D03556">
        <w:rPr>
          <w:sz w:val="24"/>
          <w:szCs w:val="24"/>
        </w:rPr>
        <w:t>Deleted&lt;/del&gt;&lt;/p&gt;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  &lt;p&gt;&lt;</w:t>
      </w:r>
      <w:proofErr w:type="spellStart"/>
      <w:r w:rsidRPr="00D03556">
        <w:rPr>
          <w:sz w:val="24"/>
          <w:szCs w:val="24"/>
        </w:rPr>
        <w:t>kbd</w:t>
      </w:r>
      <w:proofErr w:type="spellEnd"/>
      <w:r w:rsidRPr="00D03556">
        <w:rPr>
          <w:sz w:val="24"/>
          <w:szCs w:val="24"/>
        </w:rPr>
        <w:t>&gt;Keyboard input&lt;/</w:t>
      </w:r>
      <w:proofErr w:type="spellStart"/>
      <w:r w:rsidRPr="00D03556">
        <w:rPr>
          <w:sz w:val="24"/>
          <w:szCs w:val="24"/>
        </w:rPr>
        <w:t>kbd</w:t>
      </w:r>
      <w:proofErr w:type="spellEnd"/>
      <w:r w:rsidRPr="00D03556">
        <w:rPr>
          <w:sz w:val="24"/>
          <w:szCs w:val="24"/>
        </w:rPr>
        <w:t>&gt;&lt;/p&gt;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  &lt;</w:t>
      </w:r>
      <w:proofErr w:type="spellStart"/>
      <w:r w:rsidRPr="00D03556">
        <w:rPr>
          <w:sz w:val="24"/>
          <w:szCs w:val="24"/>
        </w:rPr>
        <w:t>ul</w:t>
      </w:r>
      <w:proofErr w:type="spellEnd"/>
      <w:r w:rsidRPr="00D03556">
        <w:rPr>
          <w:sz w:val="24"/>
          <w:szCs w:val="24"/>
        </w:rPr>
        <w:t xml:space="preserve"> type="square"&gt;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      &lt;</w:t>
      </w:r>
      <w:proofErr w:type="gramStart"/>
      <w:r w:rsidRPr="00D03556">
        <w:rPr>
          <w:sz w:val="24"/>
          <w:szCs w:val="24"/>
        </w:rPr>
        <w:t>li&gt;</w:t>
      </w:r>
      <w:proofErr w:type="gramEnd"/>
      <w:r w:rsidRPr="00D03556">
        <w:rPr>
          <w:sz w:val="24"/>
          <w:szCs w:val="24"/>
        </w:rPr>
        <w:t>Unordered 1&lt;/li&gt;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      &lt;</w:t>
      </w:r>
      <w:proofErr w:type="gramStart"/>
      <w:r w:rsidRPr="00D03556">
        <w:rPr>
          <w:sz w:val="24"/>
          <w:szCs w:val="24"/>
        </w:rPr>
        <w:t>li&gt;</w:t>
      </w:r>
      <w:proofErr w:type="gramEnd"/>
      <w:r w:rsidRPr="00D03556">
        <w:rPr>
          <w:sz w:val="24"/>
          <w:szCs w:val="24"/>
        </w:rPr>
        <w:t>Unordered 2&lt;/li&gt;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  &lt;/</w:t>
      </w:r>
      <w:proofErr w:type="spellStart"/>
      <w:r w:rsidRPr="00D03556">
        <w:rPr>
          <w:sz w:val="24"/>
          <w:szCs w:val="24"/>
        </w:rPr>
        <w:t>ul</w:t>
      </w:r>
      <w:proofErr w:type="spellEnd"/>
      <w:r w:rsidRPr="00D03556">
        <w:rPr>
          <w:sz w:val="24"/>
          <w:szCs w:val="24"/>
        </w:rPr>
        <w:t>&gt;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  &lt;</w:t>
      </w:r>
      <w:proofErr w:type="spellStart"/>
      <w:r w:rsidRPr="00D03556">
        <w:rPr>
          <w:sz w:val="24"/>
          <w:szCs w:val="24"/>
        </w:rPr>
        <w:t>ol</w:t>
      </w:r>
      <w:proofErr w:type="spellEnd"/>
      <w:r w:rsidRPr="00D03556">
        <w:rPr>
          <w:sz w:val="24"/>
          <w:szCs w:val="24"/>
        </w:rPr>
        <w:t xml:space="preserve"> type="1"&gt;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      &lt;</w:t>
      </w:r>
      <w:proofErr w:type="gramStart"/>
      <w:r w:rsidRPr="00D03556">
        <w:rPr>
          <w:sz w:val="24"/>
          <w:szCs w:val="24"/>
        </w:rPr>
        <w:t>li&gt;</w:t>
      </w:r>
      <w:proofErr w:type="gramEnd"/>
      <w:r w:rsidRPr="00D03556">
        <w:rPr>
          <w:sz w:val="24"/>
          <w:szCs w:val="24"/>
        </w:rPr>
        <w:t>Ordered 1&lt;/li&gt;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      &lt;</w:t>
      </w:r>
      <w:proofErr w:type="gramStart"/>
      <w:r w:rsidRPr="00D03556">
        <w:rPr>
          <w:sz w:val="24"/>
          <w:szCs w:val="24"/>
        </w:rPr>
        <w:t>li&gt;</w:t>
      </w:r>
      <w:proofErr w:type="gramEnd"/>
      <w:r w:rsidRPr="00D03556">
        <w:rPr>
          <w:sz w:val="24"/>
          <w:szCs w:val="24"/>
        </w:rPr>
        <w:t>Ordered 2&lt;/li&gt;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lastRenderedPageBreak/>
        <w:t xml:space="preserve">    &lt;/</w:t>
      </w:r>
      <w:proofErr w:type="spellStart"/>
      <w:r w:rsidRPr="00D03556">
        <w:rPr>
          <w:sz w:val="24"/>
          <w:szCs w:val="24"/>
        </w:rPr>
        <w:t>ol</w:t>
      </w:r>
      <w:proofErr w:type="spellEnd"/>
      <w:r w:rsidRPr="00D03556">
        <w:rPr>
          <w:sz w:val="24"/>
          <w:szCs w:val="24"/>
        </w:rPr>
        <w:t>&gt;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  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  </w:t>
      </w:r>
    </w:p>
    <w:p w:rsid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>&lt;/body&gt;&lt;/html&gt;</w:t>
      </w:r>
    </w:p>
    <w:p w:rsidR="00D03556" w:rsidRDefault="00D03556" w:rsidP="00D03556">
      <w:pPr>
        <w:rPr>
          <w:sz w:val="24"/>
          <w:szCs w:val="24"/>
        </w:rPr>
      </w:pPr>
    </w:p>
    <w:p w:rsidR="00D03556" w:rsidRDefault="00D03556" w:rsidP="00D03556">
      <w:r>
        <w:object w:dxaOrig="225" w:dyaOrig="22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4" type="#_x0000_t75" style="width:18pt;height:18pt" o:ole="">
            <v:imagedata r:id="rId6" o:title=""/>
          </v:shape>
          <w:control r:id="rId7" w:name="Object 10" w:shapeid="_x0000_i1034"/>
        </w:object>
      </w:r>
    </w:p>
    <w:p w:rsidR="00D03556" w:rsidRDefault="00D03556" w:rsidP="00D03556">
      <w:pPr>
        <w:pStyle w:val="Heading1"/>
        <w:spacing w:before="0" w:beforeAutospacing="0" w:after="750" w:afterAutospacing="0"/>
        <w:rPr>
          <w:color w:val="000000"/>
        </w:rPr>
      </w:pPr>
      <w:r>
        <w:rPr>
          <w:color w:val="000000"/>
        </w:rPr>
        <w:t>Heading 1</w:t>
      </w:r>
    </w:p>
    <w:p w:rsidR="00D03556" w:rsidRDefault="00D03556" w:rsidP="00D03556">
      <w:pPr>
        <w:pStyle w:val="Heading2"/>
        <w:spacing w:before="300" w:beforeAutospacing="0" w:after="0" w:afterAutospacing="0"/>
        <w:rPr>
          <w:color w:val="000000"/>
        </w:rPr>
      </w:pPr>
      <w:r>
        <w:rPr>
          <w:color w:val="000000"/>
        </w:rPr>
        <w:t>Heading 1</w:t>
      </w:r>
    </w:p>
    <w:p w:rsidR="00D03556" w:rsidRDefault="00D03556" w:rsidP="00D03556">
      <w:pPr>
        <w:pStyle w:val="Heading3"/>
        <w:rPr>
          <w:color w:val="000000"/>
        </w:rPr>
      </w:pPr>
      <w:r>
        <w:rPr>
          <w:color w:val="000000"/>
        </w:rPr>
        <w:t>Heading 1</w:t>
      </w:r>
    </w:p>
    <w:p w:rsidR="00D03556" w:rsidRDefault="00D03556" w:rsidP="00D03556">
      <w:pPr>
        <w:pStyle w:val="Heading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Heading 1</w:t>
      </w:r>
    </w:p>
    <w:p w:rsidR="00D03556" w:rsidRDefault="00D03556" w:rsidP="00D03556">
      <w:pPr>
        <w:pStyle w:val="Heading5"/>
        <w:rPr>
          <w:color w:val="000000"/>
          <w:sz w:val="20"/>
          <w:szCs w:val="20"/>
        </w:rPr>
      </w:pPr>
      <w:r>
        <w:rPr>
          <w:color w:val="000000"/>
        </w:rPr>
        <w:t>Heading 1</w:t>
      </w:r>
    </w:p>
    <w:p w:rsidR="00D03556" w:rsidRDefault="00D03556" w:rsidP="00D03556">
      <w:pPr>
        <w:pStyle w:val="Heading6"/>
        <w:rPr>
          <w:color w:val="000000"/>
        </w:rPr>
      </w:pPr>
      <w:r>
        <w:rPr>
          <w:color w:val="000000"/>
        </w:rPr>
        <w:t>Heading 1</w:t>
      </w:r>
    </w:p>
    <w:p w:rsidR="00D03556" w:rsidRDefault="00D03556" w:rsidP="00D03556">
      <w:pPr>
        <w:pStyle w:val="NormalWeb"/>
        <w:rPr>
          <w:color w:val="000000"/>
          <w:sz w:val="27"/>
          <w:szCs w:val="27"/>
        </w:rPr>
      </w:pPr>
      <w:proofErr w:type="spellStart"/>
      <w:r>
        <w:rPr>
          <w:color w:val="000000"/>
          <w:sz w:val="27"/>
          <w:szCs w:val="27"/>
        </w:rPr>
        <w:t>Parapgraph</w:t>
      </w:r>
      <w:proofErr w:type="spellEnd"/>
    </w:p>
    <w:p w:rsidR="00D03556" w:rsidRDefault="00D03556" w:rsidP="00D03556">
      <w:pPr>
        <w:rPr>
          <w:sz w:val="24"/>
          <w:szCs w:val="24"/>
        </w:rPr>
      </w:pPr>
      <w:r>
        <w:pict>
          <v:rect id="_x0000_i1035" style="width:0;height:1.5pt" o:hralign="center" o:hrstd="t" o:hrnoshade="t" o:hr="t" fillcolor="black" stroked="f"/>
        </w:pict>
      </w:r>
    </w:p>
    <w:p w:rsidR="00D03556" w:rsidRDefault="00D03556" w:rsidP="00D03556">
      <w:r>
        <w:rPr>
          <w:color w:val="000000"/>
          <w:sz w:val="27"/>
          <w:szCs w:val="27"/>
        </w:rPr>
        <w:br/>
      </w:r>
    </w:p>
    <w:p w:rsidR="00D03556" w:rsidRDefault="00D03556" w:rsidP="00D03556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Block Quote</w:t>
      </w:r>
    </w:p>
    <w:p w:rsidR="00D03556" w:rsidRDefault="00D03556" w:rsidP="00D03556">
      <w:pPr>
        <w:pStyle w:val="HTMLPreformatted"/>
        <w:rPr>
          <w:color w:val="000000"/>
        </w:rPr>
      </w:pPr>
      <w:r>
        <w:rPr>
          <w:color w:val="000000"/>
        </w:rPr>
        <w:t>Preformatted</w:t>
      </w:r>
    </w:p>
    <w:p w:rsidR="00D03556" w:rsidRDefault="00D03556" w:rsidP="00D03556">
      <w:pPr>
        <w:pStyle w:val="NormalWeb"/>
        <w:rPr>
          <w:color w:val="000000"/>
          <w:sz w:val="27"/>
          <w:szCs w:val="27"/>
        </w:rPr>
      </w:pPr>
      <w:r>
        <w:rPr>
          <w:b/>
          <w:bCs/>
          <w:color w:val="000000"/>
          <w:sz w:val="27"/>
          <w:szCs w:val="27"/>
        </w:rPr>
        <w:t>Bold</w:t>
      </w:r>
    </w:p>
    <w:p w:rsidR="00D03556" w:rsidRDefault="00D03556" w:rsidP="00D03556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Doesn't do anything</w:t>
      </w:r>
    </w:p>
    <w:p w:rsidR="00D03556" w:rsidRDefault="00D03556" w:rsidP="00D03556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  <w:vertAlign w:val="subscript"/>
        </w:rPr>
        <w:t>Subscript</w:t>
      </w:r>
    </w:p>
    <w:p w:rsidR="00D03556" w:rsidRDefault="00D03556" w:rsidP="00D03556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  <w:vertAlign w:val="superscript"/>
        </w:rPr>
        <w:t>Superscript</w:t>
      </w:r>
    </w:p>
    <w:p w:rsidR="00D03556" w:rsidRDefault="00D03556" w:rsidP="00D03556">
      <w:pPr>
        <w:pStyle w:val="NormalWeb"/>
        <w:rPr>
          <w:color w:val="000000"/>
          <w:sz w:val="27"/>
          <w:szCs w:val="27"/>
        </w:rPr>
      </w:pPr>
      <w:r>
        <w:rPr>
          <w:rStyle w:val="HTMLCode"/>
          <w:color w:val="000000"/>
        </w:rPr>
        <w:t>Code</w:t>
      </w:r>
    </w:p>
    <w:p w:rsidR="00D03556" w:rsidRDefault="00D03556" w:rsidP="00D03556">
      <w:pPr>
        <w:pStyle w:val="NormalWeb"/>
        <w:rPr>
          <w:color w:val="000000"/>
          <w:sz w:val="27"/>
          <w:szCs w:val="27"/>
        </w:rPr>
      </w:pPr>
      <w:del w:id="0" w:author="Unknown">
        <w:r>
          <w:rPr>
            <w:color w:val="000000"/>
            <w:sz w:val="27"/>
            <w:szCs w:val="27"/>
          </w:rPr>
          <w:delText>Deleted</w:delText>
        </w:r>
      </w:del>
    </w:p>
    <w:p w:rsidR="00D03556" w:rsidRDefault="00D03556" w:rsidP="00D03556">
      <w:pPr>
        <w:pStyle w:val="NormalWeb"/>
        <w:rPr>
          <w:color w:val="000000"/>
          <w:sz w:val="27"/>
          <w:szCs w:val="27"/>
        </w:rPr>
      </w:pPr>
      <w:r>
        <w:rPr>
          <w:rStyle w:val="HTMLKeyboard"/>
          <w:color w:val="000000"/>
        </w:rPr>
        <w:t>Keyboard input</w:t>
      </w:r>
    </w:p>
    <w:p w:rsidR="00D03556" w:rsidRDefault="00D03556" w:rsidP="00D03556">
      <w:pPr>
        <w:numPr>
          <w:ilvl w:val="0"/>
          <w:numId w:val="1"/>
        </w:numPr>
        <w:spacing w:before="100" w:beforeAutospacing="1" w:after="100" w:afterAutospacing="1" w:line="240" w:lineRule="auto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>Unordered 1</w:t>
      </w:r>
    </w:p>
    <w:p w:rsidR="00D03556" w:rsidRDefault="00D03556" w:rsidP="00D03556">
      <w:pPr>
        <w:numPr>
          <w:ilvl w:val="0"/>
          <w:numId w:val="1"/>
        </w:numPr>
        <w:spacing w:before="100" w:beforeAutospacing="1" w:after="100" w:afterAutospacing="1" w:line="240" w:lineRule="auto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Unordered 2</w:t>
      </w:r>
    </w:p>
    <w:p w:rsidR="00D03556" w:rsidRDefault="00D03556" w:rsidP="00D03556">
      <w:pPr>
        <w:numPr>
          <w:ilvl w:val="0"/>
          <w:numId w:val="2"/>
        </w:numPr>
        <w:spacing w:before="100" w:beforeAutospacing="1" w:after="100" w:afterAutospacing="1" w:line="240" w:lineRule="auto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Ordered 1</w:t>
      </w:r>
    </w:p>
    <w:p w:rsidR="00D03556" w:rsidRDefault="00D03556" w:rsidP="00D03556">
      <w:pPr>
        <w:numPr>
          <w:ilvl w:val="0"/>
          <w:numId w:val="2"/>
        </w:numPr>
        <w:spacing w:before="100" w:beforeAutospacing="1" w:after="100" w:afterAutospacing="1" w:line="240" w:lineRule="auto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Ordered 2</w:t>
      </w:r>
    </w:p>
    <w:p w:rsidR="00D03556" w:rsidRPr="00D03556" w:rsidRDefault="00D03556" w:rsidP="00D03556">
      <w:pPr>
        <w:rPr>
          <w:sz w:val="24"/>
          <w:szCs w:val="24"/>
        </w:rPr>
      </w:pPr>
      <w:bookmarkStart w:id="1" w:name="_GoBack"/>
      <w:bookmarkEnd w:id="1"/>
    </w:p>
    <w:p w:rsidR="00D03556" w:rsidRDefault="00D03556">
      <w:pPr>
        <w:rPr>
          <w:b/>
          <w:sz w:val="48"/>
        </w:rPr>
      </w:pPr>
      <w:r w:rsidRPr="00D03556">
        <w:rPr>
          <w:b/>
          <w:sz w:val="48"/>
        </w:rPr>
        <w:t>Resume</w:t>
      </w:r>
    </w:p>
    <w:p w:rsidR="00D03556" w:rsidRPr="00D03556" w:rsidRDefault="00D03556" w:rsidP="00D03556">
      <w:pPr>
        <w:rPr>
          <w:sz w:val="24"/>
          <w:szCs w:val="24"/>
        </w:rPr>
      </w:pPr>
      <w:proofErr w:type="gramStart"/>
      <w:r w:rsidRPr="00D03556">
        <w:rPr>
          <w:sz w:val="24"/>
          <w:szCs w:val="24"/>
        </w:rPr>
        <w:t>&lt;!DOCTYPE</w:t>
      </w:r>
      <w:proofErr w:type="gramEnd"/>
      <w:r w:rsidRPr="00D03556">
        <w:rPr>
          <w:sz w:val="24"/>
          <w:szCs w:val="24"/>
        </w:rPr>
        <w:t xml:space="preserve"> html&gt;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>&lt;</w:t>
      </w:r>
      <w:proofErr w:type="gramStart"/>
      <w:r w:rsidRPr="00D03556">
        <w:rPr>
          <w:sz w:val="24"/>
          <w:szCs w:val="24"/>
        </w:rPr>
        <w:t>html</w:t>
      </w:r>
      <w:proofErr w:type="gramEnd"/>
      <w:r w:rsidRPr="00D03556">
        <w:rPr>
          <w:sz w:val="24"/>
          <w:szCs w:val="24"/>
        </w:rPr>
        <w:t xml:space="preserve">&gt;    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>&lt;</w:t>
      </w:r>
      <w:proofErr w:type="gramStart"/>
      <w:r w:rsidRPr="00D03556">
        <w:rPr>
          <w:sz w:val="24"/>
          <w:szCs w:val="24"/>
        </w:rPr>
        <w:t>head</w:t>
      </w:r>
      <w:proofErr w:type="gramEnd"/>
      <w:r w:rsidRPr="00D03556">
        <w:rPr>
          <w:sz w:val="24"/>
          <w:szCs w:val="24"/>
        </w:rPr>
        <w:t>&gt;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  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>&lt;</w:t>
      </w:r>
      <w:proofErr w:type="gramStart"/>
      <w:r w:rsidRPr="00D03556">
        <w:rPr>
          <w:sz w:val="24"/>
          <w:szCs w:val="24"/>
        </w:rPr>
        <w:t>title&gt;</w:t>
      </w:r>
      <w:proofErr w:type="gramEnd"/>
      <w:r w:rsidRPr="00D03556">
        <w:rPr>
          <w:sz w:val="24"/>
          <w:szCs w:val="24"/>
        </w:rPr>
        <w:t>My info.com&lt;/title&gt;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  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&lt;/head&gt; 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     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>&lt;</w:t>
      </w:r>
      <w:proofErr w:type="gramStart"/>
      <w:r w:rsidRPr="00D03556">
        <w:rPr>
          <w:sz w:val="24"/>
          <w:szCs w:val="24"/>
        </w:rPr>
        <w:t>body</w:t>
      </w:r>
      <w:proofErr w:type="gramEnd"/>
      <w:r w:rsidRPr="00D03556">
        <w:rPr>
          <w:sz w:val="24"/>
          <w:szCs w:val="24"/>
        </w:rPr>
        <w:t>&gt;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  </w:t>
      </w:r>
    </w:p>
    <w:p w:rsidR="00D03556" w:rsidRPr="00D03556" w:rsidRDefault="00D03556" w:rsidP="00D03556">
      <w:pPr>
        <w:rPr>
          <w:sz w:val="24"/>
          <w:szCs w:val="24"/>
        </w:rPr>
      </w:pPr>
      <w:proofErr w:type="gramStart"/>
      <w:r w:rsidRPr="00D03556">
        <w:rPr>
          <w:sz w:val="24"/>
          <w:szCs w:val="24"/>
        </w:rPr>
        <w:t>&lt;!--</w:t>
      </w:r>
      <w:proofErr w:type="gramEnd"/>
      <w:r w:rsidRPr="00D03556">
        <w:rPr>
          <w:sz w:val="24"/>
          <w:szCs w:val="24"/>
        </w:rPr>
        <w:t xml:space="preserve"> Put the code here and the output in a word doc before uploading--&gt;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  &lt;h1&gt;J.D. Lindsay&lt;/h1&gt;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  &lt;p&gt;TRU, Kamloops Canada&lt;/p&gt;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  &lt;p</w:t>
      </w:r>
      <w:proofErr w:type="gramStart"/>
      <w:r w:rsidRPr="00D03556">
        <w:rPr>
          <w:sz w:val="24"/>
          <w:szCs w:val="24"/>
        </w:rPr>
        <w:t>&gt;(</w:t>
      </w:r>
      <w:proofErr w:type="gramEnd"/>
      <w:r w:rsidRPr="00D03556">
        <w:rPr>
          <w:sz w:val="24"/>
          <w:szCs w:val="24"/>
        </w:rPr>
        <w:t>250) 299-2742&lt;/p&gt;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  &lt;p&gt;me@jdlindsay.com&lt;/p&gt;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  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  &lt;h2&gt;Career </w:t>
      </w:r>
      <w:proofErr w:type="gramStart"/>
      <w:r w:rsidRPr="00D03556">
        <w:rPr>
          <w:sz w:val="24"/>
          <w:szCs w:val="24"/>
        </w:rPr>
        <w:t>Objectives:</w:t>
      </w:r>
      <w:proofErr w:type="gramEnd"/>
      <w:r w:rsidRPr="00D03556">
        <w:rPr>
          <w:sz w:val="24"/>
          <w:szCs w:val="24"/>
        </w:rPr>
        <w:t>&lt;/h2&gt;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  &lt;p&gt;Finish </w:t>
      </w:r>
      <w:proofErr w:type="spellStart"/>
      <w:r w:rsidRPr="00D03556">
        <w:rPr>
          <w:sz w:val="24"/>
          <w:szCs w:val="24"/>
        </w:rPr>
        <w:t>dilpoma</w:t>
      </w:r>
      <w:proofErr w:type="spellEnd"/>
      <w:r w:rsidRPr="00D03556">
        <w:rPr>
          <w:sz w:val="24"/>
          <w:szCs w:val="24"/>
        </w:rPr>
        <w:t>, and if I am still doing well - take and finish BCS degree related courses before 2022. &lt;/p&gt;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  &lt;</w:t>
      </w:r>
      <w:proofErr w:type="spellStart"/>
      <w:r w:rsidRPr="00D03556">
        <w:rPr>
          <w:sz w:val="24"/>
          <w:szCs w:val="24"/>
        </w:rPr>
        <w:t>img</w:t>
      </w:r>
      <w:proofErr w:type="spellEnd"/>
      <w:r w:rsidRPr="00D03556">
        <w:rPr>
          <w:sz w:val="24"/>
          <w:szCs w:val="24"/>
        </w:rPr>
        <w:t xml:space="preserve"> src="https://media1.giphy.com/media/ule4vhcY1xEKQ/giphy.gif?cid=3640f6095c3649884334683741bac3a1" alt="school"&gt;&lt;</w:t>
      </w:r>
      <w:proofErr w:type="spellStart"/>
      <w:r w:rsidRPr="00D03556">
        <w:rPr>
          <w:sz w:val="24"/>
          <w:szCs w:val="24"/>
        </w:rPr>
        <w:t>br</w:t>
      </w:r>
      <w:proofErr w:type="spellEnd"/>
      <w:r w:rsidRPr="00D03556">
        <w:rPr>
          <w:sz w:val="24"/>
          <w:szCs w:val="24"/>
        </w:rPr>
        <w:t>&gt;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lastRenderedPageBreak/>
        <w:t xml:space="preserve">    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  &lt;h2&gt;Educational </w:t>
      </w:r>
      <w:proofErr w:type="gramStart"/>
      <w:r w:rsidRPr="00D03556">
        <w:rPr>
          <w:sz w:val="24"/>
          <w:szCs w:val="24"/>
        </w:rPr>
        <w:t>Qualification:</w:t>
      </w:r>
      <w:proofErr w:type="gramEnd"/>
      <w:r w:rsidRPr="00D03556">
        <w:rPr>
          <w:sz w:val="24"/>
          <w:szCs w:val="24"/>
        </w:rPr>
        <w:t>&lt;/h2&gt;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  &lt;p&gt;High school! Almost at the diploma...&lt;/p&gt;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  &lt;</w:t>
      </w:r>
      <w:proofErr w:type="spellStart"/>
      <w:r w:rsidRPr="00D03556">
        <w:rPr>
          <w:sz w:val="24"/>
          <w:szCs w:val="24"/>
        </w:rPr>
        <w:t>img</w:t>
      </w:r>
      <w:proofErr w:type="spellEnd"/>
      <w:r w:rsidRPr="00D03556">
        <w:rPr>
          <w:sz w:val="24"/>
          <w:szCs w:val="24"/>
        </w:rPr>
        <w:t xml:space="preserve"> </w:t>
      </w:r>
      <w:proofErr w:type="spellStart"/>
      <w:r w:rsidRPr="00D03556">
        <w:rPr>
          <w:sz w:val="24"/>
          <w:szCs w:val="24"/>
        </w:rPr>
        <w:t>src</w:t>
      </w:r>
      <w:proofErr w:type="spellEnd"/>
      <w:r w:rsidRPr="00D03556">
        <w:rPr>
          <w:sz w:val="24"/>
          <w:szCs w:val="24"/>
        </w:rPr>
        <w:t>="https://media.giphy.com/media/WoWm8YzFQJg5i/giphy.gif" alt="education"&gt;&lt;</w:t>
      </w:r>
      <w:proofErr w:type="spellStart"/>
      <w:r w:rsidRPr="00D03556">
        <w:rPr>
          <w:sz w:val="24"/>
          <w:szCs w:val="24"/>
        </w:rPr>
        <w:t>br</w:t>
      </w:r>
      <w:proofErr w:type="spellEnd"/>
      <w:r w:rsidRPr="00D03556">
        <w:rPr>
          <w:sz w:val="24"/>
          <w:szCs w:val="24"/>
        </w:rPr>
        <w:t>&gt;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  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  &lt;h2&gt;Work Experience&lt;/h2&gt;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  &lt;p&gt;12 months co-op as IT for DFO in Kamloops. Helped fishery staff and officers with every </w:t>
      </w:r>
      <w:proofErr w:type="spellStart"/>
      <w:r w:rsidRPr="00D03556">
        <w:rPr>
          <w:sz w:val="24"/>
          <w:szCs w:val="24"/>
        </w:rPr>
        <w:t>concievable</w:t>
      </w:r>
      <w:proofErr w:type="spellEnd"/>
      <w:r w:rsidRPr="00D03556">
        <w:rPr>
          <w:sz w:val="24"/>
          <w:szCs w:val="24"/>
        </w:rPr>
        <w:t xml:space="preserve"> technical problem, from the mundane to the complex. Also answered calls from Canada-wide.  </w:t>
      </w:r>
      <w:proofErr w:type="spellStart"/>
      <w:r w:rsidRPr="00D03556">
        <w:rPr>
          <w:sz w:val="24"/>
          <w:szCs w:val="24"/>
        </w:rPr>
        <w:t>Troubleshooted</w:t>
      </w:r>
      <w:proofErr w:type="spellEnd"/>
      <w:r w:rsidRPr="00D03556">
        <w:rPr>
          <w:sz w:val="24"/>
          <w:szCs w:val="24"/>
        </w:rPr>
        <w:t xml:space="preserve"> a wide variety of hardware and software </w:t>
      </w:r>
      <w:proofErr w:type="spellStart"/>
      <w:r w:rsidRPr="00D03556">
        <w:rPr>
          <w:sz w:val="24"/>
          <w:szCs w:val="24"/>
        </w:rPr>
        <w:t>configs</w:t>
      </w:r>
      <w:proofErr w:type="spellEnd"/>
      <w:r w:rsidRPr="00D03556">
        <w:rPr>
          <w:sz w:val="24"/>
          <w:szCs w:val="24"/>
        </w:rPr>
        <w:t>, learning and troubleshooting user software problems on the spot</w:t>
      </w:r>
      <w:proofErr w:type="gramStart"/>
      <w:r w:rsidRPr="00D03556">
        <w:rPr>
          <w:sz w:val="24"/>
          <w:szCs w:val="24"/>
        </w:rPr>
        <w:t>.&lt;</w:t>
      </w:r>
      <w:proofErr w:type="gramEnd"/>
      <w:r w:rsidRPr="00D03556">
        <w:rPr>
          <w:sz w:val="24"/>
          <w:szCs w:val="24"/>
        </w:rPr>
        <w:t>/p&gt;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  &lt;</w:t>
      </w:r>
      <w:proofErr w:type="spellStart"/>
      <w:r w:rsidRPr="00D03556">
        <w:rPr>
          <w:sz w:val="24"/>
          <w:szCs w:val="24"/>
        </w:rPr>
        <w:t>img</w:t>
      </w:r>
      <w:proofErr w:type="spellEnd"/>
      <w:r w:rsidRPr="00D03556">
        <w:rPr>
          <w:sz w:val="24"/>
          <w:szCs w:val="24"/>
        </w:rPr>
        <w:t xml:space="preserve"> src="https://media2.giphy.com/media/PnpkimJ5mrZRe/giphy.gif?cid=3640f6095c36493d72715269361889b3" alt="IT"&gt;&lt;</w:t>
      </w:r>
      <w:proofErr w:type="spellStart"/>
      <w:r w:rsidRPr="00D03556">
        <w:rPr>
          <w:sz w:val="24"/>
          <w:szCs w:val="24"/>
        </w:rPr>
        <w:t>br</w:t>
      </w:r>
      <w:proofErr w:type="spellEnd"/>
      <w:r w:rsidRPr="00D03556">
        <w:rPr>
          <w:sz w:val="24"/>
          <w:szCs w:val="24"/>
        </w:rPr>
        <w:t>&gt;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  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  &lt;h2&gt;Extra </w:t>
      </w:r>
      <w:proofErr w:type="spellStart"/>
      <w:r w:rsidRPr="00D03556">
        <w:rPr>
          <w:sz w:val="24"/>
          <w:szCs w:val="24"/>
        </w:rPr>
        <w:t>Carricular</w:t>
      </w:r>
      <w:proofErr w:type="spellEnd"/>
      <w:r w:rsidRPr="00D03556">
        <w:rPr>
          <w:sz w:val="24"/>
          <w:szCs w:val="24"/>
        </w:rPr>
        <w:t xml:space="preserve"> Activity&lt;/h2&gt;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  &lt;p&gt;I used to volunteer on the CS Science Club</w:t>
      </w:r>
      <w:proofErr w:type="gramStart"/>
      <w:r w:rsidRPr="00D03556">
        <w:rPr>
          <w:sz w:val="24"/>
          <w:szCs w:val="24"/>
        </w:rPr>
        <w:t>.&lt;</w:t>
      </w:r>
      <w:proofErr w:type="gramEnd"/>
      <w:r w:rsidRPr="00D03556">
        <w:rPr>
          <w:sz w:val="24"/>
          <w:szCs w:val="24"/>
        </w:rPr>
        <w:t>/p&gt;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  &lt;</w:t>
      </w:r>
      <w:proofErr w:type="spellStart"/>
      <w:r w:rsidRPr="00D03556">
        <w:rPr>
          <w:sz w:val="24"/>
          <w:szCs w:val="24"/>
        </w:rPr>
        <w:t>img</w:t>
      </w:r>
      <w:proofErr w:type="spellEnd"/>
      <w:r w:rsidRPr="00D03556">
        <w:rPr>
          <w:sz w:val="24"/>
          <w:szCs w:val="24"/>
        </w:rPr>
        <w:t xml:space="preserve"> src="https://media2.giphy.com/media/JIX9t2j0ZTN9S/giphy.gif?cid=3640f6095c3649607063744651cb313d" alt="Club volunteer"&gt;&lt;</w:t>
      </w:r>
      <w:proofErr w:type="spellStart"/>
      <w:r w:rsidRPr="00D03556">
        <w:rPr>
          <w:sz w:val="24"/>
          <w:szCs w:val="24"/>
        </w:rPr>
        <w:t>br</w:t>
      </w:r>
      <w:proofErr w:type="spellEnd"/>
      <w:r w:rsidRPr="00D03556">
        <w:rPr>
          <w:sz w:val="24"/>
          <w:szCs w:val="24"/>
        </w:rPr>
        <w:t>&gt;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  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 xml:space="preserve">    </w:t>
      </w:r>
    </w:p>
    <w:p w:rsidR="00D03556" w:rsidRPr="00D03556" w:rsidRDefault="00D03556" w:rsidP="00D03556">
      <w:pPr>
        <w:rPr>
          <w:sz w:val="24"/>
          <w:szCs w:val="24"/>
        </w:rPr>
      </w:pPr>
      <w:r w:rsidRPr="00D03556">
        <w:rPr>
          <w:sz w:val="24"/>
          <w:szCs w:val="24"/>
        </w:rPr>
        <w:t>&lt;/body&gt;&lt;/html&gt;</w:t>
      </w:r>
    </w:p>
    <w:p w:rsidR="00D03556" w:rsidRDefault="00D03556">
      <w:pPr>
        <w:rPr>
          <w:b/>
          <w:sz w:val="48"/>
        </w:rPr>
      </w:pPr>
    </w:p>
    <w:p w:rsidR="00D03556" w:rsidRPr="00D03556" w:rsidRDefault="00D03556"/>
    <w:p w:rsidR="00D03556" w:rsidRPr="00D03556" w:rsidRDefault="00D03556" w:rsidP="00D03556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</w:rPr>
      </w:pPr>
      <w:r w:rsidRPr="00D03556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</w:rPr>
        <w:t>J.D. Lindsay</w:t>
      </w:r>
    </w:p>
    <w:p w:rsidR="00D03556" w:rsidRPr="00D03556" w:rsidRDefault="00D03556" w:rsidP="00D0355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D03556">
        <w:rPr>
          <w:rFonts w:ascii="Times New Roman" w:eastAsia="Times New Roman" w:hAnsi="Times New Roman" w:cs="Times New Roman"/>
          <w:color w:val="000000"/>
          <w:sz w:val="27"/>
          <w:szCs w:val="27"/>
        </w:rPr>
        <w:t>TRU, Kamloops Canada</w:t>
      </w:r>
    </w:p>
    <w:p w:rsidR="00D03556" w:rsidRPr="00D03556" w:rsidRDefault="00D03556" w:rsidP="00D0355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D03556">
        <w:rPr>
          <w:rFonts w:ascii="Times New Roman" w:eastAsia="Times New Roman" w:hAnsi="Times New Roman" w:cs="Times New Roman"/>
          <w:color w:val="000000"/>
          <w:sz w:val="27"/>
          <w:szCs w:val="27"/>
        </w:rPr>
        <w:lastRenderedPageBreak/>
        <w:t>(250) 299-2742</w:t>
      </w:r>
    </w:p>
    <w:p w:rsidR="00D03556" w:rsidRPr="00D03556" w:rsidRDefault="00D03556" w:rsidP="00D0355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D03556">
        <w:rPr>
          <w:rFonts w:ascii="Times New Roman" w:eastAsia="Times New Roman" w:hAnsi="Times New Roman" w:cs="Times New Roman"/>
          <w:color w:val="000000"/>
          <w:sz w:val="27"/>
          <w:szCs w:val="27"/>
        </w:rPr>
        <w:t>me@jdlindsay.com</w:t>
      </w:r>
    </w:p>
    <w:p w:rsidR="00D03556" w:rsidRPr="00D03556" w:rsidRDefault="00D03556" w:rsidP="00D0355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D0355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Career Objectives:</w:t>
      </w:r>
    </w:p>
    <w:p w:rsidR="00D03556" w:rsidRPr="00D03556" w:rsidRDefault="00D03556" w:rsidP="00D0355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D03556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Finish </w:t>
      </w:r>
      <w:proofErr w:type="spellStart"/>
      <w:r w:rsidRPr="00D03556">
        <w:rPr>
          <w:rFonts w:ascii="Times New Roman" w:eastAsia="Times New Roman" w:hAnsi="Times New Roman" w:cs="Times New Roman"/>
          <w:color w:val="000000"/>
          <w:sz w:val="27"/>
          <w:szCs w:val="27"/>
        </w:rPr>
        <w:t>dilpoma</w:t>
      </w:r>
      <w:proofErr w:type="spellEnd"/>
      <w:r w:rsidRPr="00D03556">
        <w:rPr>
          <w:rFonts w:ascii="Times New Roman" w:eastAsia="Times New Roman" w:hAnsi="Times New Roman" w:cs="Times New Roman"/>
          <w:color w:val="000000"/>
          <w:sz w:val="27"/>
          <w:szCs w:val="27"/>
        </w:rPr>
        <w:t>, and if I am still doing well - take and finish BCS degree related courses before 2022.</w:t>
      </w:r>
    </w:p>
    <w:p w:rsidR="00D03556" w:rsidRPr="00D03556" w:rsidRDefault="00D03556" w:rsidP="00D035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0355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72000" cy="4572000"/>
            <wp:effectExtent l="0" t="0" r="0" b="0"/>
            <wp:docPr id="4" name="Picture 4" descr="scho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hool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03556">
        <w:rPr>
          <w:rFonts w:ascii="Times New Roman" w:eastAsia="Times New Roman" w:hAnsi="Times New Roman" w:cs="Times New Roman"/>
          <w:color w:val="000000"/>
          <w:sz w:val="27"/>
          <w:szCs w:val="27"/>
        </w:rPr>
        <w:br/>
      </w:r>
    </w:p>
    <w:p w:rsidR="00D03556" w:rsidRPr="00D03556" w:rsidRDefault="00D03556" w:rsidP="00D0355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D0355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Educational Qualification:</w:t>
      </w:r>
    </w:p>
    <w:p w:rsidR="00D03556" w:rsidRPr="00D03556" w:rsidRDefault="00D03556" w:rsidP="00D0355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D03556">
        <w:rPr>
          <w:rFonts w:ascii="Times New Roman" w:eastAsia="Times New Roman" w:hAnsi="Times New Roman" w:cs="Times New Roman"/>
          <w:color w:val="000000"/>
          <w:sz w:val="27"/>
          <w:szCs w:val="27"/>
        </w:rPr>
        <w:t>High school! Almost at the diploma...</w:t>
      </w:r>
    </w:p>
    <w:p w:rsidR="00D03556" w:rsidRPr="00D03556" w:rsidRDefault="00D03556" w:rsidP="00D035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03556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476834" cy="2543175"/>
            <wp:effectExtent l="0" t="0" r="9525" b="0"/>
            <wp:docPr id="3" name="Picture 3" descr="educ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ducation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330" cy="2544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03556">
        <w:rPr>
          <w:rFonts w:ascii="Times New Roman" w:eastAsia="Times New Roman" w:hAnsi="Times New Roman" w:cs="Times New Roman"/>
          <w:color w:val="000000"/>
          <w:sz w:val="27"/>
          <w:szCs w:val="27"/>
        </w:rPr>
        <w:br/>
      </w:r>
    </w:p>
    <w:p w:rsidR="00D03556" w:rsidRPr="00D03556" w:rsidRDefault="00D03556" w:rsidP="00D0355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D0355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Work Experience</w:t>
      </w:r>
    </w:p>
    <w:p w:rsidR="00D03556" w:rsidRPr="00D03556" w:rsidRDefault="00D03556" w:rsidP="00D0355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D03556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12 months co-op as IT for DFO in Kamloops. Helped fishery staff and officers with every </w:t>
      </w:r>
      <w:proofErr w:type="spellStart"/>
      <w:r w:rsidRPr="00D03556">
        <w:rPr>
          <w:rFonts w:ascii="Times New Roman" w:eastAsia="Times New Roman" w:hAnsi="Times New Roman" w:cs="Times New Roman"/>
          <w:color w:val="000000"/>
          <w:sz w:val="27"/>
          <w:szCs w:val="27"/>
        </w:rPr>
        <w:t>concievable</w:t>
      </w:r>
      <w:proofErr w:type="spellEnd"/>
      <w:r w:rsidRPr="00D03556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technical problem, from the mundane to the complex. Also answered calls from Canada-wide. </w:t>
      </w:r>
      <w:proofErr w:type="spellStart"/>
      <w:r w:rsidRPr="00D03556">
        <w:rPr>
          <w:rFonts w:ascii="Times New Roman" w:eastAsia="Times New Roman" w:hAnsi="Times New Roman" w:cs="Times New Roman"/>
          <w:color w:val="000000"/>
          <w:sz w:val="27"/>
          <w:szCs w:val="27"/>
        </w:rPr>
        <w:t>Troubleshooted</w:t>
      </w:r>
      <w:proofErr w:type="spellEnd"/>
      <w:r w:rsidRPr="00D03556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a wide variety of hardware and software </w:t>
      </w:r>
      <w:proofErr w:type="spellStart"/>
      <w:r w:rsidRPr="00D03556">
        <w:rPr>
          <w:rFonts w:ascii="Times New Roman" w:eastAsia="Times New Roman" w:hAnsi="Times New Roman" w:cs="Times New Roman"/>
          <w:color w:val="000000"/>
          <w:sz w:val="27"/>
          <w:szCs w:val="27"/>
        </w:rPr>
        <w:t>configs</w:t>
      </w:r>
      <w:proofErr w:type="spellEnd"/>
      <w:r w:rsidRPr="00D03556">
        <w:rPr>
          <w:rFonts w:ascii="Times New Roman" w:eastAsia="Times New Roman" w:hAnsi="Times New Roman" w:cs="Times New Roman"/>
          <w:color w:val="000000"/>
          <w:sz w:val="27"/>
          <w:szCs w:val="27"/>
        </w:rPr>
        <w:t>, learning and troubleshooting user software problems on the spot.</w:t>
      </w:r>
    </w:p>
    <w:p w:rsidR="00D03556" w:rsidRPr="00D03556" w:rsidRDefault="00D03556" w:rsidP="00D035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0355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86275" cy="2524125"/>
            <wp:effectExtent l="0" t="0" r="9525" b="9525"/>
            <wp:docPr id="2" name="Picture 2" descr="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T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03556">
        <w:rPr>
          <w:rFonts w:ascii="Times New Roman" w:eastAsia="Times New Roman" w:hAnsi="Times New Roman" w:cs="Times New Roman"/>
          <w:color w:val="000000"/>
          <w:sz w:val="27"/>
          <w:szCs w:val="27"/>
        </w:rPr>
        <w:br/>
      </w:r>
    </w:p>
    <w:p w:rsidR="00D03556" w:rsidRPr="00D03556" w:rsidRDefault="00D03556" w:rsidP="00D0355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D0355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Extra </w:t>
      </w:r>
      <w:proofErr w:type="spellStart"/>
      <w:r w:rsidRPr="00D0355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Carricular</w:t>
      </w:r>
      <w:proofErr w:type="spellEnd"/>
      <w:r w:rsidRPr="00D0355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 Activity</w:t>
      </w:r>
    </w:p>
    <w:p w:rsidR="00D03556" w:rsidRPr="00D03556" w:rsidRDefault="00D03556" w:rsidP="00D0355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D03556">
        <w:rPr>
          <w:rFonts w:ascii="Times New Roman" w:eastAsia="Times New Roman" w:hAnsi="Times New Roman" w:cs="Times New Roman"/>
          <w:color w:val="000000"/>
          <w:sz w:val="27"/>
          <w:szCs w:val="27"/>
        </w:rPr>
        <w:t>I used to volunteer on the CS Science Club.</w:t>
      </w:r>
    </w:p>
    <w:p w:rsidR="00D03556" w:rsidRPr="00D03556" w:rsidRDefault="00D03556" w:rsidP="00D03556">
      <w:pPr>
        <w:rPr>
          <w:b/>
          <w:sz w:val="48"/>
        </w:rPr>
      </w:pPr>
      <w:r w:rsidRPr="00D03556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858000" cy="6858000"/>
            <wp:effectExtent l="0" t="0" r="0" b="0"/>
            <wp:docPr id="1" name="Picture 1" descr="Club volunte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lub volunteer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03556" w:rsidRPr="00D0355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763108"/>
    <w:multiLevelType w:val="multilevel"/>
    <w:tmpl w:val="6286216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BC2352F"/>
    <w:multiLevelType w:val="multilevel"/>
    <w:tmpl w:val="242050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3556"/>
    <w:rsid w:val="00872287"/>
    <w:rsid w:val="00D035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BF420A"/>
  <w15:chartTrackingRefBased/>
  <w15:docId w15:val="{B81150E2-F6DF-49A9-83C3-3B47833A77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D0355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D0355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355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0355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0355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03556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03556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D03556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D03556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D035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0355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03556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03556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03556"/>
    <w:rPr>
      <w:rFonts w:asciiTheme="majorHAnsi" w:eastAsiaTheme="majorEastAsia" w:hAnsiTheme="majorHAnsi" w:cstheme="majorBidi"/>
      <w:color w:val="1F4D78" w:themeColor="accent1" w:themeShade="7F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035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03556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D03556"/>
    <w:rPr>
      <w:rFonts w:ascii="Courier New" w:eastAsia="Times New Roman" w:hAnsi="Courier New" w:cs="Courier New"/>
      <w:sz w:val="20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D0355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665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3690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80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control" Target="activeX/activeX1.xm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wmf"/><Relationship Id="rId11" Type="http://schemas.openxmlformats.org/officeDocument/2006/relationships/image" Target="media/image5.gif"/><Relationship Id="rId5" Type="http://schemas.openxmlformats.org/officeDocument/2006/relationships/hyperlink" Target="mailto:me@jdlinday.com" TargetMode="External"/><Relationship Id="rId10" Type="http://schemas.openxmlformats.org/officeDocument/2006/relationships/image" Target="media/image4.gif"/><Relationship Id="rId4" Type="http://schemas.openxmlformats.org/officeDocument/2006/relationships/webSettings" Target="webSettings.xml"/><Relationship Id="rId9" Type="http://schemas.openxmlformats.org/officeDocument/2006/relationships/image" Target="media/image3.gif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activeX1.xml><?xml version="1.0" encoding="utf-8"?>
<ax:ocx xmlns:ax="http://schemas.microsoft.com/office/2006/activeX" xmlns:r="http://schemas.openxmlformats.org/officeDocument/2006/relationships" ax:classid="{250770F3-6AF2-11CF-A915-008029E31FCD}" ax:persistence="persistStorage" r:id="rId1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9</Pages>
  <Words>524</Words>
  <Characters>2992</Characters>
  <Application>Microsoft Office Word</Application>
  <DocSecurity>0</DocSecurity>
  <Lines>24</Lines>
  <Paragraphs>7</Paragraphs>
  <ScaleCrop>false</ScaleCrop>
  <Company>Thompson Rivers University</Company>
  <LinksUpToDate>false</LinksUpToDate>
  <CharactersWithSpaces>3509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t00530890</dc:creator>
  <cp:keywords/>
  <dc:description/>
  <cp:lastModifiedBy>t00530890</cp:lastModifiedBy>
  <cp:revision>1</cp:revision>
  <dcterms:created xsi:type="dcterms:W3CDTF">2019-01-16T18:59:00Z</dcterms:created>
  <dcterms:modified xsi:type="dcterms:W3CDTF">2019-01-16T19:04:00Z</dcterms:modified>
</cp:coreProperties>
</file>